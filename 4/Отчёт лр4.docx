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96304F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1DB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 w14:paraId="17C810BB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369B17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E8B44B" w14:textId="77777777" w:rsidR="001D3736" w:rsidRPr="009601DB" w:rsidRDefault="001D3736" w:rsidP="001D3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85993AA" w14:textId="77777777" w:rsidR="001D3736" w:rsidRPr="009601DB" w:rsidRDefault="001D3736" w:rsidP="001D3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82A23E" w14:textId="77777777" w:rsidR="001D3736" w:rsidRPr="009601DB" w:rsidRDefault="001D3736" w:rsidP="001D3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971B49" w14:textId="77777777" w:rsidR="001D3736" w:rsidRPr="009601DB" w:rsidRDefault="001D3736" w:rsidP="001D3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CFE958A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9601DB">
        <w:rPr>
          <w:rFonts w:ascii="Times New Roman" w:hAnsi="Times New Roman" w:cs="Times New Roman"/>
          <w:bCs/>
          <w:sz w:val="28"/>
          <w:szCs w:val="28"/>
        </w:rPr>
        <w:t xml:space="preserve">Факультет </w:t>
      </w:r>
      <w:r w:rsidRPr="009601DB">
        <w:rPr>
          <w:rFonts w:ascii="Times New Roman" w:hAnsi="Times New Roman" w:cs="Times New Roman"/>
          <w:iCs/>
          <w:sz w:val="28"/>
          <w:szCs w:val="28"/>
        </w:rPr>
        <w:t>информационных технологий</w:t>
      </w:r>
    </w:p>
    <w:p w14:paraId="1DBB96B1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9601DB">
        <w:rPr>
          <w:rFonts w:ascii="Times New Roman" w:hAnsi="Times New Roman" w:cs="Times New Roman"/>
          <w:bCs/>
          <w:sz w:val="28"/>
          <w:szCs w:val="28"/>
        </w:rPr>
        <w:t>Кафедра п</w:t>
      </w:r>
      <w:r w:rsidRPr="009601DB">
        <w:rPr>
          <w:rFonts w:ascii="Times New Roman" w:hAnsi="Times New Roman" w:cs="Times New Roman"/>
          <w:iCs/>
          <w:sz w:val="28"/>
          <w:szCs w:val="28"/>
        </w:rPr>
        <w:t>рограммной инженерии</w:t>
      </w:r>
    </w:p>
    <w:p w14:paraId="4090C9AF" w14:textId="77777777" w:rsidR="001D3736" w:rsidRPr="009601DB" w:rsidRDefault="001D3736" w:rsidP="001D3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D96200F" w14:textId="77777777" w:rsidR="001D3736" w:rsidRPr="009601DB" w:rsidRDefault="001D3736" w:rsidP="001D3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3589EFD" w14:textId="77777777" w:rsidR="001D3736" w:rsidRPr="009601DB" w:rsidRDefault="001D3736" w:rsidP="001D3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9D82AF4" w14:textId="77777777" w:rsidR="001D3736" w:rsidRPr="009601DB" w:rsidRDefault="001D3736" w:rsidP="001D3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4F47A5A" w14:textId="77777777" w:rsidR="001D3736" w:rsidRPr="009601DB" w:rsidRDefault="001D3736" w:rsidP="001D3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206B2DF" w14:textId="708F7B06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</w:rPr>
        <w:t>Отчёт по лабораторной работе №</w:t>
      </w:r>
      <w:r w:rsidR="00680E35" w:rsidRPr="009601DB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06090F99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601DB">
        <w:rPr>
          <w:rFonts w:ascii="Times New Roman" w:hAnsi="Times New Roman" w:cs="Times New Roman"/>
          <w:b/>
          <w:sz w:val="28"/>
          <w:szCs w:val="28"/>
        </w:rPr>
        <w:t>по дисциплине «Дизайн пользовательских интерфейсов»</w:t>
      </w:r>
    </w:p>
    <w:p w14:paraId="24A81A5B" w14:textId="21B45A78" w:rsidR="001D3736" w:rsidRPr="009601DB" w:rsidRDefault="001D3736" w:rsidP="001D3736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</w:rPr>
        <w:t>на тему «</w:t>
      </w:r>
      <w:r w:rsidR="00680E35" w:rsidRPr="009601DB">
        <w:rPr>
          <w:rFonts w:ascii="Times New Roman" w:hAnsi="Times New Roman" w:cs="Times New Roman"/>
          <w:b/>
          <w:bCs/>
          <w:sz w:val="28"/>
          <w:szCs w:val="28"/>
        </w:rPr>
        <w:t xml:space="preserve">Разработка </w:t>
      </w:r>
      <w:r w:rsidR="00680E35" w:rsidRPr="009601DB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680E35" w:rsidRPr="009601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80E35" w:rsidRPr="009601DB">
        <w:rPr>
          <w:rFonts w:ascii="Times New Roman" w:hAnsi="Times New Roman" w:cs="Times New Roman"/>
          <w:b/>
          <w:bCs/>
          <w:sz w:val="28"/>
          <w:szCs w:val="28"/>
          <w:lang w:val="en-US"/>
        </w:rPr>
        <w:t>Flow</w:t>
      </w:r>
      <w:r w:rsidR="00680E35" w:rsidRPr="009601DB">
        <w:rPr>
          <w:rFonts w:ascii="Times New Roman" w:hAnsi="Times New Roman" w:cs="Times New Roman"/>
          <w:b/>
          <w:bCs/>
          <w:sz w:val="28"/>
          <w:szCs w:val="28"/>
        </w:rPr>
        <w:t>. Знакомство с правилами композиции и принципами гештальта</w:t>
      </w:r>
      <w:r w:rsidRPr="009601DB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007CA42" w14:textId="77777777" w:rsidR="001D3736" w:rsidRPr="009601DB" w:rsidRDefault="001D3736" w:rsidP="001D3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E71E78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88A8ED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C562F0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717F08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233AB0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8F3140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6150C0" w14:textId="77777777" w:rsidR="001D3736" w:rsidRPr="009601DB" w:rsidRDefault="001D3736" w:rsidP="001D3736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9601DB">
        <w:rPr>
          <w:rFonts w:ascii="Times New Roman" w:eastAsia="Calibri" w:hAnsi="Times New Roman" w:cs="Times New Roman"/>
          <w:sz w:val="28"/>
          <w:szCs w:val="28"/>
        </w:rPr>
        <w:t>Выполнил:</w:t>
      </w:r>
    </w:p>
    <w:p w14:paraId="516389D3" w14:textId="77777777" w:rsidR="001D3736" w:rsidRPr="009601DB" w:rsidRDefault="001D3736" w:rsidP="001D3736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9601DB">
        <w:rPr>
          <w:rFonts w:ascii="Times New Roman" w:eastAsia="Calibri" w:hAnsi="Times New Roman" w:cs="Times New Roman"/>
          <w:sz w:val="28"/>
          <w:szCs w:val="28"/>
        </w:rPr>
        <w:t>Студент 2 курса 8 группы</w:t>
      </w:r>
    </w:p>
    <w:p w14:paraId="72AB46B4" w14:textId="77777777" w:rsidR="001D3736" w:rsidRPr="009601DB" w:rsidRDefault="001D3736" w:rsidP="001D3736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9601DB">
        <w:rPr>
          <w:rFonts w:ascii="Times New Roman" w:eastAsia="Calibri" w:hAnsi="Times New Roman" w:cs="Times New Roman"/>
          <w:sz w:val="28"/>
          <w:szCs w:val="28"/>
        </w:rPr>
        <w:t>Семёнов Даниил Вячеславович</w:t>
      </w:r>
    </w:p>
    <w:p w14:paraId="2FC46C8A" w14:textId="77777777" w:rsidR="001D3736" w:rsidRPr="009601DB" w:rsidRDefault="001D3736" w:rsidP="001D3736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9601DB">
        <w:rPr>
          <w:rFonts w:ascii="Times New Roman" w:eastAsia="Calibri" w:hAnsi="Times New Roman" w:cs="Times New Roman"/>
          <w:sz w:val="28"/>
          <w:szCs w:val="28"/>
        </w:rPr>
        <w:t xml:space="preserve">Преподаватель: </w:t>
      </w:r>
      <w:proofErr w:type="spellStart"/>
      <w:r w:rsidRPr="009601DB">
        <w:rPr>
          <w:rFonts w:ascii="Times New Roman" w:eastAsia="Calibri" w:hAnsi="Times New Roman" w:cs="Times New Roman"/>
          <w:sz w:val="28"/>
          <w:szCs w:val="28"/>
        </w:rPr>
        <w:t>Хартанович</w:t>
      </w:r>
      <w:proofErr w:type="spellEnd"/>
      <w:r w:rsidRPr="009601DB">
        <w:rPr>
          <w:rFonts w:ascii="Times New Roman" w:eastAsia="Calibri" w:hAnsi="Times New Roman" w:cs="Times New Roman"/>
          <w:sz w:val="28"/>
          <w:szCs w:val="28"/>
        </w:rPr>
        <w:t xml:space="preserve"> А. А.</w:t>
      </w:r>
    </w:p>
    <w:p w14:paraId="1D84BB6F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1747E0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2D18D9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1EE059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9193EC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E48193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4BD11F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A2819A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52EE00" w14:textId="77777777" w:rsidR="001D3736" w:rsidRPr="009601DB" w:rsidRDefault="001D3736" w:rsidP="001D3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48155E9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1DB">
        <w:rPr>
          <w:rFonts w:ascii="Times New Roman" w:hAnsi="Times New Roman" w:cs="Times New Roman"/>
          <w:sz w:val="28"/>
          <w:szCs w:val="28"/>
        </w:rPr>
        <w:t>Минск</w:t>
      </w:r>
    </w:p>
    <w:p w14:paraId="30C9924E" w14:textId="77777777" w:rsidR="001D3736" w:rsidRPr="009601DB" w:rsidRDefault="001D3736" w:rsidP="001D373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1DB">
        <w:rPr>
          <w:rFonts w:ascii="Times New Roman" w:hAnsi="Times New Roman" w:cs="Times New Roman"/>
          <w:sz w:val="28"/>
          <w:szCs w:val="28"/>
        </w:rPr>
        <w:t>2025</w:t>
      </w:r>
    </w:p>
    <w:p w14:paraId="54A5F71F" w14:textId="2D9650C1" w:rsidR="001D3736" w:rsidRPr="009601DB" w:rsidRDefault="001D3736">
      <w:pPr>
        <w:rPr>
          <w:rFonts w:ascii="Times New Roman" w:hAnsi="Times New Roman" w:cs="Times New Roman"/>
        </w:rPr>
      </w:pPr>
    </w:p>
    <w:p w14:paraId="44BB56FC" w14:textId="499F3A2E" w:rsidR="009601DB" w:rsidRPr="009601DB" w:rsidRDefault="009601DB" w:rsidP="009601DB">
      <w:pPr>
        <w:tabs>
          <w:tab w:val="left" w:pos="1134"/>
        </w:tabs>
        <w:spacing w:before="240" w:after="240" w:line="240" w:lineRule="auto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 xml:space="preserve">1. </w:t>
      </w:r>
      <w:r w:rsidRPr="009601DB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Составить список всего необходимого планируемого функционала для разрабатываемого продукта.</w:t>
      </w:r>
    </w:p>
    <w:p w14:paraId="7AA4C9D0" w14:textId="7C87DC4F" w:rsidR="001D3736" w:rsidRPr="009601DB" w:rsidRDefault="009601DB" w:rsidP="009601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7EDBD264" w14:textId="77777777" w:rsidR="009601DB" w:rsidRPr="009601DB" w:rsidRDefault="009601DB" w:rsidP="009601DB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1. Регистрация и авторизация</w:t>
      </w:r>
    </w:p>
    <w:p w14:paraId="5223373F" w14:textId="4B7B6708" w:rsidR="009601DB" w:rsidRPr="009601DB" w:rsidRDefault="009601DB" w:rsidP="009601DB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 xml:space="preserve">Регистрация через </w:t>
      </w:r>
      <w:r>
        <w:rPr>
          <w:rFonts w:ascii="Times New Roman" w:hAnsi="Times New Roman" w:cs="Times New Roman"/>
          <w:sz w:val="28"/>
          <w:szCs w:val="28"/>
          <w:lang w:val="ru-BY"/>
        </w:rPr>
        <w:t>почту</w:t>
      </w:r>
      <w:r w:rsidRPr="009601DB">
        <w:rPr>
          <w:rFonts w:ascii="Times New Roman" w:hAnsi="Times New Roman" w:cs="Times New Roman"/>
          <w:sz w:val="28"/>
          <w:szCs w:val="28"/>
          <w:lang w:val="ru-BY"/>
        </w:rPr>
        <w:t xml:space="preserve"> и социальные сети (Google, Facebook, VK).</w:t>
      </w:r>
    </w:p>
    <w:p w14:paraId="2C0B3B89" w14:textId="77777777" w:rsidR="009601DB" w:rsidRPr="009601DB" w:rsidRDefault="009601DB" w:rsidP="009601DB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Вход через логин/пароль или соцсети.</w:t>
      </w:r>
    </w:p>
    <w:p w14:paraId="45F7D3D5" w14:textId="77777777" w:rsidR="009601DB" w:rsidRPr="009601DB" w:rsidRDefault="009601DB" w:rsidP="009601DB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Восстановление пароля.</w:t>
      </w:r>
    </w:p>
    <w:p w14:paraId="4F865CC8" w14:textId="77777777" w:rsidR="009601DB" w:rsidRPr="009601DB" w:rsidRDefault="009601DB" w:rsidP="009601DB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2. Каталог продукции</w:t>
      </w:r>
    </w:p>
    <w:p w14:paraId="70A24CA7" w14:textId="77777777" w:rsidR="009601DB" w:rsidRPr="009601DB" w:rsidRDefault="009601DB" w:rsidP="009601D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Разделы: торты, пирожные, десерты, выпечка, сезонные предложения.</w:t>
      </w:r>
    </w:p>
    <w:p w14:paraId="1D63A75E" w14:textId="46D4628A" w:rsidR="009601DB" w:rsidRDefault="009601DB" w:rsidP="009601D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Поиск по названию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и</w:t>
      </w:r>
      <w:r w:rsidRPr="009601DB">
        <w:rPr>
          <w:rFonts w:ascii="Times New Roman" w:hAnsi="Times New Roman" w:cs="Times New Roman"/>
          <w:sz w:val="28"/>
          <w:szCs w:val="28"/>
          <w:lang w:val="ru-BY"/>
        </w:rPr>
        <w:t xml:space="preserve"> категориям</w:t>
      </w:r>
    </w:p>
    <w:p w14:paraId="1F3B0717" w14:textId="42BA0C42" w:rsidR="009601DB" w:rsidRPr="009601DB" w:rsidRDefault="009601DB" w:rsidP="009601DB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Фильтры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сортировки</w:t>
      </w:r>
      <w:r w:rsidRPr="009601DB">
        <w:rPr>
          <w:rFonts w:ascii="Times New Roman" w:hAnsi="Times New Roman" w:cs="Times New Roman"/>
          <w:sz w:val="28"/>
          <w:szCs w:val="28"/>
          <w:lang w:val="ru-BY"/>
        </w:rPr>
        <w:t xml:space="preserve"> по цене</w:t>
      </w:r>
      <w:r w:rsidRPr="009601DB">
        <w:rPr>
          <w:rFonts w:ascii="Times New Roman" w:hAnsi="Times New Roman" w:cs="Times New Roman"/>
          <w:sz w:val="28"/>
          <w:szCs w:val="28"/>
        </w:rPr>
        <w:t xml:space="preserve">, </w:t>
      </w:r>
      <w:r w:rsidRPr="009601DB">
        <w:rPr>
          <w:rFonts w:ascii="Times New Roman" w:hAnsi="Times New Roman" w:cs="Times New Roman"/>
          <w:sz w:val="28"/>
          <w:szCs w:val="28"/>
          <w:lang w:val="ru-BY"/>
        </w:rPr>
        <w:t>типу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Pr="009601DB">
        <w:rPr>
          <w:rFonts w:ascii="Times New Roman" w:hAnsi="Times New Roman" w:cs="Times New Roman"/>
          <w:sz w:val="28"/>
          <w:szCs w:val="28"/>
          <w:lang w:val="ru-BY"/>
        </w:rPr>
        <w:t>рейтингу</w:t>
      </w:r>
      <w:r>
        <w:rPr>
          <w:rFonts w:ascii="Times New Roman" w:hAnsi="Times New Roman" w:cs="Times New Roman"/>
          <w:sz w:val="28"/>
          <w:szCs w:val="28"/>
          <w:lang w:val="ru-BY"/>
        </w:rPr>
        <w:t>,</w:t>
      </w:r>
      <w:r w:rsidRPr="009601DB">
        <w:rPr>
          <w:rFonts w:ascii="Times New Roman" w:hAnsi="Times New Roman" w:cs="Times New Roman"/>
          <w:sz w:val="28"/>
          <w:szCs w:val="28"/>
          <w:lang w:val="ru-BY"/>
        </w:rPr>
        <w:t xml:space="preserve"> популярности.</w:t>
      </w:r>
    </w:p>
    <w:p w14:paraId="72016C45" w14:textId="77777777" w:rsidR="009601DB" w:rsidRPr="009601DB" w:rsidRDefault="009601DB" w:rsidP="009601DB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3. Карточка товара</w:t>
      </w:r>
    </w:p>
    <w:p w14:paraId="3BA3821C" w14:textId="77777777" w:rsidR="009601DB" w:rsidRPr="009601DB" w:rsidRDefault="009601DB" w:rsidP="009601D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Фото галерея (несколько ракурсов).</w:t>
      </w:r>
    </w:p>
    <w:p w14:paraId="0AC34D82" w14:textId="77777777" w:rsidR="009601DB" w:rsidRPr="009601DB" w:rsidRDefault="009601DB" w:rsidP="009601D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Подробное описание (состав, вес, калорийность, аллергены).</w:t>
      </w:r>
    </w:p>
    <w:p w14:paraId="018125D5" w14:textId="77777777" w:rsidR="009601DB" w:rsidRPr="009601DB" w:rsidRDefault="009601DB" w:rsidP="009601D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Возможность выбора вариантов (размер, декор, начинка).</w:t>
      </w:r>
    </w:p>
    <w:p w14:paraId="5295194B" w14:textId="77777777" w:rsidR="009601DB" w:rsidRPr="009601DB" w:rsidRDefault="009601DB" w:rsidP="009601D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Отзывы и рейтинг.</w:t>
      </w:r>
    </w:p>
    <w:p w14:paraId="3CF845F0" w14:textId="77777777" w:rsidR="009601DB" w:rsidRPr="009601DB" w:rsidRDefault="009601DB" w:rsidP="009601DB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4. Заказ и оформление</w:t>
      </w:r>
    </w:p>
    <w:p w14:paraId="1B9FD883" w14:textId="77777777" w:rsidR="009601DB" w:rsidRPr="009601DB" w:rsidRDefault="009601DB" w:rsidP="009601DB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Добавление в корзину.</w:t>
      </w:r>
    </w:p>
    <w:p w14:paraId="5E41E8A3" w14:textId="77777777" w:rsidR="009601DB" w:rsidRPr="009601DB" w:rsidRDefault="009601DB" w:rsidP="009601DB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Указание даты и времени доставки/самовывоза.</w:t>
      </w:r>
    </w:p>
    <w:p w14:paraId="2186A742" w14:textId="77777777" w:rsidR="009601DB" w:rsidRPr="009601DB" w:rsidRDefault="009601DB" w:rsidP="009601DB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Заполнение контактов (имя, телефон, адрес, комментарий).</w:t>
      </w:r>
    </w:p>
    <w:p w14:paraId="45CB53FC" w14:textId="20F5EBEF" w:rsidR="009601DB" w:rsidRPr="009601DB" w:rsidRDefault="00AA0DEC" w:rsidP="009601DB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 Выбор способа о</w:t>
      </w:r>
      <w:r w:rsidR="009601DB" w:rsidRPr="009601DB">
        <w:rPr>
          <w:rFonts w:ascii="Times New Roman" w:hAnsi="Times New Roman" w:cs="Times New Roman"/>
          <w:sz w:val="28"/>
          <w:szCs w:val="28"/>
          <w:lang w:val="ru-BY"/>
        </w:rPr>
        <w:t>плат</w:t>
      </w:r>
      <w:r>
        <w:rPr>
          <w:rFonts w:ascii="Times New Roman" w:hAnsi="Times New Roman" w:cs="Times New Roman"/>
          <w:sz w:val="28"/>
          <w:szCs w:val="28"/>
          <w:lang w:val="ru-BY"/>
        </w:rPr>
        <w:t>ы(картой или наличными при получении)</w:t>
      </w:r>
    </w:p>
    <w:p w14:paraId="5A8717BF" w14:textId="5DE70CAF" w:rsidR="009601DB" w:rsidRPr="009601DB" w:rsidRDefault="009601DB" w:rsidP="009601DB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Подтверждение заказа.</w:t>
      </w:r>
    </w:p>
    <w:p w14:paraId="0BA6D282" w14:textId="77777777" w:rsidR="009601DB" w:rsidRPr="009601DB" w:rsidRDefault="009601DB" w:rsidP="009601DB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5. Личный кабинет</w:t>
      </w:r>
    </w:p>
    <w:p w14:paraId="19E669B8" w14:textId="77777777" w:rsidR="009601DB" w:rsidRPr="009601DB" w:rsidRDefault="009601DB" w:rsidP="009601DB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История заказов.</w:t>
      </w:r>
    </w:p>
    <w:p w14:paraId="37727CEE" w14:textId="77777777" w:rsidR="009601DB" w:rsidRPr="009601DB" w:rsidRDefault="009601DB" w:rsidP="009601DB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Избранные товары.</w:t>
      </w:r>
    </w:p>
    <w:p w14:paraId="3F01F5BC" w14:textId="77777777" w:rsidR="00CF710E" w:rsidRPr="00CF710E" w:rsidRDefault="009601DB" w:rsidP="00CF710E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Настройки профиля.</w:t>
      </w:r>
    </w:p>
    <w:p w14:paraId="22E503DB" w14:textId="1B87ACEE" w:rsidR="009601DB" w:rsidRPr="009601DB" w:rsidRDefault="009601DB" w:rsidP="00CF710E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6. Доставка и самовывоз</w:t>
      </w:r>
    </w:p>
    <w:p w14:paraId="46D19E5B" w14:textId="77777777" w:rsidR="009601DB" w:rsidRPr="009601DB" w:rsidRDefault="009601DB" w:rsidP="009601DB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Выбор способа получения (доставка курьером, самовывоз из кондитерской).</w:t>
      </w:r>
    </w:p>
    <w:p w14:paraId="72B4F2EE" w14:textId="77777777" w:rsidR="009601DB" w:rsidRPr="009601DB" w:rsidRDefault="009601DB" w:rsidP="009601DB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lastRenderedPageBreak/>
        <w:t>Карта с адресами точек самовывоза.</w:t>
      </w:r>
    </w:p>
    <w:p w14:paraId="22D8878E" w14:textId="77777777" w:rsidR="009601DB" w:rsidRPr="009601DB" w:rsidRDefault="009601DB" w:rsidP="009601DB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Расчет стоимости и сроков доставки.</w:t>
      </w:r>
    </w:p>
    <w:p w14:paraId="67D5060F" w14:textId="77777777" w:rsidR="009601DB" w:rsidRPr="009601DB" w:rsidRDefault="009601DB" w:rsidP="009601DB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Отслеживание статуса заказа.</w:t>
      </w:r>
    </w:p>
    <w:p w14:paraId="7256657B" w14:textId="77777777" w:rsidR="009601DB" w:rsidRPr="009601DB" w:rsidRDefault="009601DB" w:rsidP="009601DB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7. Отзывы и рейтинги</w:t>
      </w:r>
    </w:p>
    <w:p w14:paraId="77801F6F" w14:textId="77777777" w:rsidR="009601DB" w:rsidRPr="009601DB" w:rsidRDefault="009601DB" w:rsidP="009601DB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Возможность оставлять отзывы с фото.</w:t>
      </w:r>
    </w:p>
    <w:p w14:paraId="0942D9FE" w14:textId="77777777" w:rsidR="009601DB" w:rsidRPr="009601DB" w:rsidRDefault="009601DB" w:rsidP="009601DB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Оценка товаров и сервиса.</w:t>
      </w:r>
    </w:p>
    <w:p w14:paraId="64B191B4" w14:textId="77777777" w:rsidR="009601DB" w:rsidRPr="009601DB" w:rsidRDefault="009601DB" w:rsidP="009601DB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Ответы от администрации.</w:t>
      </w:r>
    </w:p>
    <w:p w14:paraId="0B2F9B95" w14:textId="77777777" w:rsidR="009601DB" w:rsidRPr="009601DB" w:rsidRDefault="009601DB" w:rsidP="009601DB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8. Акции и спецпредложения</w:t>
      </w:r>
    </w:p>
    <w:p w14:paraId="3C7059E7" w14:textId="77777777" w:rsidR="009601DB" w:rsidRPr="009601DB" w:rsidRDefault="009601DB" w:rsidP="009601DB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Баннеры с акциями на главной.</w:t>
      </w:r>
    </w:p>
    <w:p w14:paraId="3D35C44A" w14:textId="77777777" w:rsidR="009601DB" w:rsidRPr="009601DB" w:rsidRDefault="009601DB" w:rsidP="009601DB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Скидки на наборы, сезонные предложения.</w:t>
      </w:r>
    </w:p>
    <w:p w14:paraId="52B82EC3" w14:textId="77777777" w:rsidR="009601DB" w:rsidRPr="009601DB" w:rsidRDefault="009601DB" w:rsidP="009601DB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Промокоды и бонусы.</w:t>
      </w:r>
    </w:p>
    <w:p w14:paraId="7EE6CD8C" w14:textId="77777777" w:rsidR="009601DB" w:rsidRPr="009601DB" w:rsidRDefault="009601DB" w:rsidP="009601DB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9. Блог и советы</w:t>
      </w:r>
    </w:p>
    <w:p w14:paraId="77686479" w14:textId="77777777" w:rsidR="009601DB" w:rsidRPr="009601DB" w:rsidRDefault="009601DB" w:rsidP="009601DB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Статьи о десертах, рецепты, идеи для праздников.</w:t>
      </w:r>
    </w:p>
    <w:p w14:paraId="7AE37675" w14:textId="77777777" w:rsidR="009601DB" w:rsidRPr="009601DB" w:rsidRDefault="009601DB" w:rsidP="009601DB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Видео-обзоры новых товаров.</w:t>
      </w:r>
    </w:p>
    <w:p w14:paraId="03445421" w14:textId="77777777" w:rsidR="009601DB" w:rsidRPr="009601DB" w:rsidRDefault="009601DB" w:rsidP="009601DB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10. Поддержка</w:t>
      </w:r>
    </w:p>
    <w:p w14:paraId="6F5C1F92" w14:textId="77777777" w:rsidR="009601DB" w:rsidRPr="009601DB" w:rsidRDefault="009601DB" w:rsidP="009601DB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Чат с консультантом (онлайн/</w:t>
      </w:r>
      <w:proofErr w:type="spellStart"/>
      <w:r w:rsidRPr="009601DB">
        <w:rPr>
          <w:rFonts w:ascii="Times New Roman" w:hAnsi="Times New Roman" w:cs="Times New Roman"/>
          <w:sz w:val="28"/>
          <w:szCs w:val="28"/>
          <w:lang w:val="ru-BY"/>
        </w:rPr>
        <w:t>WhatsApp</w:t>
      </w:r>
      <w:proofErr w:type="spellEnd"/>
      <w:r w:rsidRPr="009601DB">
        <w:rPr>
          <w:rFonts w:ascii="Times New Roman" w:hAnsi="Times New Roman" w:cs="Times New Roman"/>
          <w:sz w:val="28"/>
          <w:szCs w:val="28"/>
          <w:lang w:val="ru-BY"/>
        </w:rPr>
        <w:t>/</w:t>
      </w:r>
      <w:proofErr w:type="spellStart"/>
      <w:r w:rsidRPr="009601DB">
        <w:rPr>
          <w:rFonts w:ascii="Times New Roman" w:hAnsi="Times New Roman" w:cs="Times New Roman"/>
          <w:sz w:val="28"/>
          <w:szCs w:val="28"/>
          <w:lang w:val="ru-BY"/>
        </w:rPr>
        <w:t>Telegram</w:t>
      </w:r>
      <w:proofErr w:type="spellEnd"/>
      <w:r w:rsidRPr="009601DB">
        <w:rPr>
          <w:rFonts w:ascii="Times New Roman" w:hAnsi="Times New Roman" w:cs="Times New Roman"/>
          <w:sz w:val="28"/>
          <w:szCs w:val="28"/>
          <w:lang w:val="ru-BY"/>
        </w:rPr>
        <w:t>).</w:t>
      </w:r>
    </w:p>
    <w:p w14:paraId="3C341CFA" w14:textId="77777777" w:rsidR="009601DB" w:rsidRPr="009601DB" w:rsidRDefault="009601DB" w:rsidP="009601DB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FAQ (часто задаваемые вопросы).</w:t>
      </w:r>
    </w:p>
    <w:p w14:paraId="364873D2" w14:textId="77777777" w:rsidR="009601DB" w:rsidRPr="009601DB" w:rsidRDefault="009601DB" w:rsidP="009601DB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Форма обратной связи.</w:t>
      </w:r>
    </w:p>
    <w:p w14:paraId="14900054" w14:textId="77777777" w:rsidR="009601DB" w:rsidRPr="009601DB" w:rsidRDefault="009601DB" w:rsidP="009601DB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11. Мобильная версия и приложение</w:t>
      </w:r>
    </w:p>
    <w:p w14:paraId="73696377" w14:textId="77777777" w:rsidR="009601DB" w:rsidRPr="009601DB" w:rsidRDefault="009601DB" w:rsidP="009601DB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Адаптивный дизайн для смартфонов.</w:t>
      </w:r>
    </w:p>
    <w:p w14:paraId="2D19BAFA" w14:textId="77777777" w:rsidR="009601DB" w:rsidRPr="009601DB" w:rsidRDefault="009601DB" w:rsidP="009601DB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9601DB">
        <w:rPr>
          <w:rFonts w:ascii="Times New Roman" w:hAnsi="Times New Roman" w:cs="Times New Roman"/>
          <w:sz w:val="28"/>
          <w:szCs w:val="28"/>
          <w:lang w:val="ru-BY"/>
        </w:rPr>
        <w:t>Push</w:t>
      </w:r>
      <w:proofErr w:type="spellEnd"/>
      <w:r w:rsidRPr="009601DB">
        <w:rPr>
          <w:rFonts w:ascii="Times New Roman" w:hAnsi="Times New Roman" w:cs="Times New Roman"/>
          <w:sz w:val="28"/>
          <w:szCs w:val="28"/>
          <w:lang w:val="ru-BY"/>
        </w:rPr>
        <w:t>-уведомления о статусе заказа, акциях.</w:t>
      </w:r>
    </w:p>
    <w:p w14:paraId="4F26CE47" w14:textId="77777777" w:rsidR="009601DB" w:rsidRPr="009601DB" w:rsidRDefault="009601DB" w:rsidP="009601DB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12. Интеграции</w:t>
      </w:r>
    </w:p>
    <w:p w14:paraId="1EC4623F" w14:textId="77777777" w:rsidR="009601DB" w:rsidRPr="009601DB" w:rsidRDefault="009601DB" w:rsidP="009601DB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Карты (Google Maps/Yandex Maps) для самовывоза.</w:t>
      </w:r>
    </w:p>
    <w:p w14:paraId="5CA0ECCF" w14:textId="77777777" w:rsidR="00151B21" w:rsidRPr="00151B21" w:rsidRDefault="009601DB" w:rsidP="00151B21">
      <w:pPr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Социальные сети (кнопки "Поделиться", отзывы из Instagram).</w:t>
      </w:r>
    </w:p>
    <w:p w14:paraId="5B00854D" w14:textId="2ED92D05" w:rsidR="009601DB" w:rsidRPr="009601DB" w:rsidRDefault="009601DB" w:rsidP="00151B21">
      <w:pPr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b/>
          <w:bCs/>
          <w:sz w:val="28"/>
          <w:szCs w:val="28"/>
          <w:lang w:val="ru-BY"/>
        </w:rPr>
        <w:t>13. Дополнительные функции</w:t>
      </w:r>
    </w:p>
    <w:p w14:paraId="3E06D0FC" w14:textId="77777777" w:rsidR="009601DB" w:rsidRPr="009601DB" w:rsidRDefault="009601DB" w:rsidP="009601DB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Конструктор тортов (выбор формы, начинки, украшений).</w:t>
      </w:r>
    </w:p>
    <w:p w14:paraId="0331EE79" w14:textId="441B1C00" w:rsidR="007752DD" w:rsidRDefault="009601DB" w:rsidP="00151B21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ru-BY"/>
        </w:rPr>
      </w:pPr>
      <w:r w:rsidRPr="009601DB">
        <w:rPr>
          <w:rFonts w:ascii="Times New Roman" w:hAnsi="Times New Roman" w:cs="Times New Roman"/>
          <w:sz w:val="28"/>
          <w:szCs w:val="28"/>
          <w:lang w:val="ru-BY"/>
        </w:rPr>
        <w:t>Подарочные сертификаты.</w:t>
      </w:r>
    </w:p>
    <w:p w14:paraId="3538F716" w14:textId="77777777" w:rsidR="00724D8D" w:rsidRDefault="00724D8D" w:rsidP="00724D8D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5AEE8C6C" w14:textId="705F63F7" w:rsidR="00724D8D" w:rsidRDefault="00724D8D" w:rsidP="00724D8D">
      <w:pPr>
        <w:tabs>
          <w:tab w:val="left" w:pos="1134"/>
        </w:tabs>
        <w:spacing w:before="240" w:after="240" w:line="240" w:lineRule="auto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2</w:t>
      </w:r>
      <w:r w:rsidRPr="00724D8D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. Составить список всего необходимого планируемого функционала для разрабатываемого продукта.</w:t>
      </w:r>
    </w:p>
    <w:p w14:paraId="3AA09F9E" w14:textId="5D3BBD1A" w:rsidR="00713213" w:rsidRDefault="00713213" w:rsidP="00724D8D">
      <w:pPr>
        <w:tabs>
          <w:tab w:val="left" w:pos="1134"/>
        </w:tabs>
        <w:spacing w:before="240" w:after="24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Разработано в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FigJam</w:t>
      </w:r>
      <w:proofErr w:type="spellEnd"/>
      <w:r w:rsidRPr="00713213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3E4DC650" w14:textId="6BF19C87" w:rsidR="00713213" w:rsidRPr="00713213" w:rsidRDefault="00713213" w:rsidP="00724D8D">
      <w:pPr>
        <w:tabs>
          <w:tab w:val="left" w:pos="1134"/>
        </w:tabs>
        <w:spacing w:before="240" w:after="240" w:line="240" w:lineRule="auto"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3</w:t>
      </w:r>
      <w:r w:rsidRPr="00724D8D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 xml:space="preserve">. </w:t>
      </w:r>
      <w:r w:rsidRPr="00713213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Проанализировать различные сайты, веб-приложения, мобильные приложения, сервисы и найти в них примеры использования гештальт-принципов.</w:t>
      </w:r>
    </w:p>
    <w:p w14:paraId="05D4F35B" w14:textId="032F4514" w:rsidR="0019180C" w:rsidRPr="00EF5937" w:rsidRDefault="00713213" w:rsidP="00EF5937">
      <w:pPr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13213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71321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713213">
        <w:rPr>
          <w:rFonts w:ascii="Times New Roman" w:hAnsi="Times New Roman" w:cs="Times New Roman"/>
          <w:b/>
          <w:bCs/>
          <w:sz w:val="28"/>
          <w:szCs w:val="28"/>
        </w:rPr>
        <w:t>близости.</w:t>
      </w:r>
    </w:p>
    <w:p w14:paraId="7E0DD9E7" w14:textId="565C07ED" w:rsidR="00EF5937" w:rsidRDefault="00EF5937" w:rsidP="00EF5937">
      <w:pPr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F593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A8EDBC" wp14:editId="4E3541C1">
            <wp:extent cx="2233247" cy="2321985"/>
            <wp:effectExtent l="19050" t="19050" r="15240" b="21590"/>
            <wp:docPr id="1349414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143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1635" cy="2330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3A9FA" w14:textId="35857FC1" w:rsidR="0019180C" w:rsidRPr="0019180C" w:rsidRDefault="0019180C" w:rsidP="0019180C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19180C">
        <w:rPr>
          <w:rFonts w:ascii="Times New Roman" w:hAnsi="Times New Roman" w:cs="Times New Roman"/>
          <w:sz w:val="28"/>
          <w:szCs w:val="28"/>
        </w:rPr>
        <w:t>арточка товара, состоящая из изображения товара, подписи к нему рядом</w:t>
      </w:r>
      <w:r w:rsidR="00EF5937">
        <w:rPr>
          <w:rFonts w:ascii="Times New Roman" w:hAnsi="Times New Roman" w:cs="Times New Roman"/>
          <w:sz w:val="28"/>
          <w:szCs w:val="28"/>
        </w:rPr>
        <w:t xml:space="preserve"> и цены</w:t>
      </w:r>
      <w:r w:rsidRPr="0019180C">
        <w:rPr>
          <w:rFonts w:ascii="Times New Roman" w:hAnsi="Times New Roman" w:cs="Times New Roman"/>
          <w:sz w:val="28"/>
          <w:szCs w:val="28"/>
        </w:rPr>
        <w:t>. Располагаются вместе, чтобы пользователю было интуитивно понятно, к какой группе относится элемент.</w:t>
      </w:r>
    </w:p>
    <w:p w14:paraId="0CA419C6" w14:textId="77777777" w:rsidR="00713213" w:rsidRDefault="00713213" w:rsidP="00713213">
      <w:pPr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13213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71321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713213">
        <w:rPr>
          <w:rFonts w:ascii="Times New Roman" w:hAnsi="Times New Roman" w:cs="Times New Roman"/>
          <w:b/>
          <w:bCs/>
          <w:sz w:val="28"/>
          <w:szCs w:val="28"/>
        </w:rPr>
        <w:t>общей</w:t>
      </w:r>
      <w:r w:rsidRPr="0071321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713213">
        <w:rPr>
          <w:rFonts w:ascii="Times New Roman" w:hAnsi="Times New Roman" w:cs="Times New Roman"/>
          <w:b/>
          <w:bCs/>
          <w:sz w:val="28"/>
          <w:szCs w:val="28"/>
        </w:rPr>
        <w:t>области</w:t>
      </w:r>
      <w:r w:rsidRPr="0071321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r w:rsidRPr="00713213">
        <w:rPr>
          <w:rFonts w:ascii="Times New Roman" w:hAnsi="Times New Roman" w:cs="Times New Roman"/>
          <w:b/>
          <w:bCs/>
          <w:sz w:val="28"/>
          <w:szCs w:val="28"/>
        </w:rPr>
        <w:t>взаимосвязи</w:t>
      </w:r>
      <w:r w:rsidRPr="00713213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Pr="0071321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986B4A5" w14:textId="52C6EF9D" w:rsidR="00D739FD" w:rsidRDefault="00D739FD" w:rsidP="00D739FD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D739F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E33393" wp14:editId="51C667E7">
            <wp:extent cx="5130056" cy="2020765"/>
            <wp:effectExtent l="19050" t="19050" r="13970" b="17780"/>
            <wp:docPr id="62629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998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8115" cy="2023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D84632" w14:textId="5DBAEC93" w:rsidR="00912ED2" w:rsidRPr="00912ED2" w:rsidRDefault="00912ED2" w:rsidP="00D739FD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Карточки товаров </w:t>
      </w:r>
      <w:r w:rsidRPr="00912ED2">
        <w:rPr>
          <w:rFonts w:ascii="Times New Roman" w:hAnsi="Times New Roman" w:cs="Times New Roman"/>
          <w:sz w:val="28"/>
          <w:szCs w:val="28"/>
        </w:rPr>
        <w:t>расположены в одной области, они похожи и взаимосвязаны, значит выполняют одну функцию.</w:t>
      </w:r>
    </w:p>
    <w:p w14:paraId="297632ED" w14:textId="77777777" w:rsidR="008214A1" w:rsidRPr="008214A1" w:rsidRDefault="00713213" w:rsidP="008214A1">
      <w:pPr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13213">
        <w:rPr>
          <w:rFonts w:ascii="Times New Roman" w:hAnsi="Times New Roman" w:cs="Times New Roman"/>
          <w:b/>
          <w:bCs/>
          <w:sz w:val="28"/>
          <w:szCs w:val="28"/>
        </w:rPr>
        <w:t>Принцип сходства.</w:t>
      </w:r>
    </w:p>
    <w:p w14:paraId="221AD21D" w14:textId="32FAE2A5" w:rsidR="008214A1" w:rsidRDefault="008214A1" w:rsidP="008214A1">
      <w:pPr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4A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0928331" wp14:editId="4CED5A4B">
            <wp:extent cx="4460631" cy="1290269"/>
            <wp:effectExtent l="0" t="0" r="0" b="5715"/>
            <wp:docPr id="116312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25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5715" cy="12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8C74" w14:textId="74BDD6BB" w:rsidR="00712FCE" w:rsidRPr="00712FCE" w:rsidRDefault="00712FCE" w:rsidP="00712FCE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712FCE">
        <w:rPr>
          <w:rFonts w:ascii="Times New Roman" w:hAnsi="Times New Roman" w:cs="Times New Roman"/>
          <w:sz w:val="28"/>
          <w:szCs w:val="28"/>
        </w:rPr>
        <w:t>Сходство по цвету, размеру, форме, расположению помогают сделать так, чтобы элементы воспринимались как одинаковые.</w:t>
      </w:r>
    </w:p>
    <w:p w14:paraId="006E655A" w14:textId="77777777" w:rsidR="00713213" w:rsidRPr="008214A1" w:rsidRDefault="00713213" w:rsidP="00713213">
      <w:pPr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13213">
        <w:rPr>
          <w:rFonts w:ascii="Times New Roman" w:hAnsi="Times New Roman" w:cs="Times New Roman"/>
          <w:b/>
          <w:bCs/>
          <w:sz w:val="28"/>
          <w:szCs w:val="28"/>
        </w:rPr>
        <w:t>Принцип завершённости.</w:t>
      </w:r>
    </w:p>
    <w:p w14:paraId="4F1096C4" w14:textId="14391495" w:rsidR="008214A1" w:rsidRDefault="008214A1" w:rsidP="008214A1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8214A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D76527" wp14:editId="6E1036CC">
            <wp:extent cx="5940425" cy="1991995"/>
            <wp:effectExtent l="0" t="0" r="3175" b="8255"/>
            <wp:docPr id="854930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309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142F" w14:textId="6568E057" w:rsidR="004C1B9C" w:rsidRPr="00E046BF" w:rsidRDefault="00E046BF" w:rsidP="00E046B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</w:t>
      </w:r>
      <w:r>
        <w:rPr>
          <w:rFonts w:ascii="Times New Roman" w:hAnsi="Times New Roman" w:cs="Times New Roman"/>
          <w:sz w:val="28"/>
          <w:szCs w:val="28"/>
          <w:lang w:val="en-US"/>
        </w:rPr>
        <w:t>IBM</w:t>
      </w:r>
      <w:r w:rsidRPr="00E046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линий одного цвета</w:t>
      </w:r>
      <w:r w:rsidR="00A035D2" w:rsidRPr="00A035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Л</w:t>
      </w:r>
      <w:r w:rsidRPr="00E046BF">
        <w:rPr>
          <w:rFonts w:ascii="Times New Roman" w:hAnsi="Times New Roman" w:cs="Times New Roman"/>
          <w:sz w:val="28"/>
          <w:szCs w:val="28"/>
        </w:rPr>
        <w:t>юди склонны видеть форму целиком, а не группы несвязанных штрихов.</w:t>
      </w:r>
    </w:p>
    <w:p w14:paraId="2632E841" w14:textId="77777777" w:rsidR="00713213" w:rsidRPr="00063FAA" w:rsidRDefault="00713213" w:rsidP="00713213">
      <w:pPr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13213">
        <w:rPr>
          <w:rFonts w:ascii="Times New Roman" w:hAnsi="Times New Roman" w:cs="Times New Roman"/>
          <w:b/>
          <w:bCs/>
          <w:sz w:val="28"/>
          <w:szCs w:val="28"/>
        </w:rPr>
        <w:t>Принцип симметрии и асимметрии.</w:t>
      </w:r>
    </w:p>
    <w:p w14:paraId="2036D733" w14:textId="4DD3FE2A" w:rsidR="00063FAA" w:rsidRDefault="00063FAA" w:rsidP="00633241">
      <w:pPr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63FA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CA7D4E" wp14:editId="0A871A39">
            <wp:extent cx="5280378" cy="2438400"/>
            <wp:effectExtent l="0" t="0" r="0" b="0"/>
            <wp:docPr id="923716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165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1368" cy="243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D1C5" w14:textId="5F257C70" w:rsidR="00063FAA" w:rsidRPr="008B494D" w:rsidRDefault="008B494D" w:rsidP="008B494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8B494D">
        <w:rPr>
          <w:rFonts w:ascii="Times New Roman" w:hAnsi="Times New Roman" w:cs="Times New Roman"/>
          <w:sz w:val="28"/>
          <w:szCs w:val="28"/>
        </w:rPr>
        <w:t>Симметричные элементы воспринимаются так, словно они составляют одно целое, вне зависимости от расстояния между ними.</w:t>
      </w:r>
    </w:p>
    <w:p w14:paraId="1CB5CFE2" w14:textId="5A5F9479" w:rsidR="008214A1" w:rsidRDefault="00063FAA" w:rsidP="008214A1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063FA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FCFC232" wp14:editId="4D6CF53E">
            <wp:extent cx="5032841" cy="2369820"/>
            <wp:effectExtent l="0" t="0" r="0" b="0"/>
            <wp:docPr id="110270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01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7224" cy="237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3F08" w14:textId="2C48DF2B" w:rsidR="00063FAA" w:rsidRPr="008B494D" w:rsidRDefault="008B494D" w:rsidP="008B494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8B494D">
        <w:rPr>
          <w:rFonts w:ascii="Times New Roman" w:hAnsi="Times New Roman" w:cs="Times New Roman"/>
          <w:sz w:val="28"/>
          <w:szCs w:val="28"/>
        </w:rPr>
        <w:t>С помощью симметрии и асимметрии можно создать баланс, динамику или выделить необходимую информацию. Симметричные элементы просты, гармоничны и визуально привлекательны.</w:t>
      </w:r>
    </w:p>
    <w:p w14:paraId="095F7A2A" w14:textId="77777777" w:rsidR="00063FAA" w:rsidRPr="00063FAA" w:rsidRDefault="00063FAA" w:rsidP="008214A1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04CA71" w14:textId="77777777" w:rsidR="00713213" w:rsidRPr="00A64F0F" w:rsidRDefault="00713213" w:rsidP="00713213">
      <w:pPr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13213">
        <w:rPr>
          <w:rFonts w:ascii="Times New Roman" w:hAnsi="Times New Roman" w:cs="Times New Roman"/>
          <w:b/>
          <w:bCs/>
          <w:sz w:val="28"/>
          <w:szCs w:val="28"/>
        </w:rPr>
        <w:t>Принцип непрерывности.</w:t>
      </w:r>
    </w:p>
    <w:p w14:paraId="03288676" w14:textId="1C6E51A8" w:rsidR="00A64F0F" w:rsidRDefault="001F16C0" w:rsidP="00A64F0F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F16C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3F61F6" wp14:editId="1D4B87D1">
            <wp:extent cx="5940425" cy="2672715"/>
            <wp:effectExtent l="0" t="0" r="3175" b="0"/>
            <wp:docPr id="420521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13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04FD" w14:textId="22560150" w:rsidR="00D438E6" w:rsidRDefault="00D41B50" w:rsidP="00D41B50">
      <w:pPr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B50">
        <w:rPr>
          <w:rFonts w:ascii="Times New Roman" w:hAnsi="Times New Roman" w:cs="Times New Roman"/>
          <w:sz w:val="28"/>
          <w:szCs w:val="28"/>
        </w:rPr>
        <w:t>Элементы, стоящие в непрерывной линии, воспринимаются как группа. Чем плавнее отрезки прямой, тем целостнее они кажутся</w:t>
      </w:r>
      <w:r w:rsidR="00942C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D91DA71" w14:textId="77777777" w:rsidR="00B13789" w:rsidRPr="00942C5F" w:rsidRDefault="00B13789" w:rsidP="00D41B50">
      <w:pPr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9A5F0F" w14:textId="22AEF32C" w:rsidR="00633241" w:rsidRPr="00B376D2" w:rsidRDefault="00A64F0F" w:rsidP="00A64F0F">
      <w:pPr>
        <w:pStyle w:val="a7"/>
        <w:numPr>
          <w:ilvl w:val="0"/>
          <w:numId w:val="16"/>
        </w:numPr>
        <w:spacing w:line="25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Принцип общего направления (общей судьбы).</w:t>
      </w:r>
    </w:p>
    <w:p w14:paraId="053390C4" w14:textId="64F0E54A" w:rsidR="00B376D2" w:rsidRDefault="00F90A65" w:rsidP="00F90A65">
      <w:pPr>
        <w:pStyle w:val="a7"/>
        <w:spacing w:line="25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90A6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8992EB0" wp14:editId="10AAFAEE">
            <wp:extent cx="3021625" cy="6179820"/>
            <wp:effectExtent l="0" t="0" r="7620" b="0"/>
            <wp:docPr id="644372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72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3439" cy="61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24C6" w14:textId="486DE050" w:rsidR="00F96B95" w:rsidRPr="00186216" w:rsidRDefault="00F96B95" w:rsidP="00F96B95">
      <w:pPr>
        <w:pStyle w:val="a7"/>
        <w:spacing w:line="256" w:lineRule="auto"/>
        <w:jc w:val="both"/>
        <w:rPr>
          <w:rFonts w:ascii="Times New Roman" w:hAnsi="Times New Roman" w:cs="Times New Roman"/>
          <w:sz w:val="28"/>
          <w:szCs w:val="28"/>
          <w:rPrChange w:id="0" w:author="Даниил" w:date="2025-04-06T16:06:00Z" w16du:dateUtc="2025-04-06T13:06:00Z">
            <w:rPr>
              <w:rFonts w:ascii="Times New Roman" w:hAnsi="Times New Roman" w:cs="Times New Roman"/>
              <w:sz w:val="28"/>
              <w:szCs w:val="28"/>
              <w:lang w:val="en-US"/>
            </w:rPr>
          </w:rPrChange>
        </w:rPr>
      </w:pPr>
      <w:r w:rsidRPr="00F96B95">
        <w:rPr>
          <w:rFonts w:ascii="Times New Roman" w:hAnsi="Times New Roman" w:cs="Times New Roman"/>
          <w:sz w:val="28"/>
          <w:szCs w:val="28"/>
        </w:rPr>
        <w:t>Элементы, движущиеся в одном направлении, воспринимаются более взаимосвязанными по сравнению с теми, что двигаются в разных направлениях или не двигаются вообще, а также воспринимаются как группа.</w:t>
      </w:r>
    </w:p>
    <w:p w14:paraId="1555D9EB" w14:textId="77777777" w:rsidR="001877CF" w:rsidRPr="00186216" w:rsidRDefault="001877CF" w:rsidP="00F96B95">
      <w:pPr>
        <w:pStyle w:val="a7"/>
        <w:spacing w:line="256" w:lineRule="auto"/>
        <w:jc w:val="both"/>
        <w:rPr>
          <w:rFonts w:ascii="Times New Roman" w:hAnsi="Times New Roman" w:cs="Times New Roman"/>
          <w:sz w:val="28"/>
          <w:szCs w:val="28"/>
          <w:rPrChange w:id="1" w:author="Даниил" w:date="2025-04-06T16:06:00Z" w16du:dateUtc="2025-04-06T13:06:00Z">
            <w:rPr>
              <w:rFonts w:ascii="Times New Roman" w:hAnsi="Times New Roman" w:cs="Times New Roman"/>
              <w:sz w:val="28"/>
              <w:szCs w:val="28"/>
              <w:lang w:val="en-US"/>
            </w:rPr>
          </w:rPrChange>
        </w:rPr>
      </w:pPr>
    </w:p>
    <w:p w14:paraId="74D6F696" w14:textId="2CCB2E4B" w:rsidR="00713213" w:rsidRPr="00F90A65" w:rsidRDefault="00713213" w:rsidP="00F90A65">
      <w:pPr>
        <w:pStyle w:val="a7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90A65">
        <w:rPr>
          <w:rFonts w:ascii="Times New Roman" w:hAnsi="Times New Roman" w:cs="Times New Roman"/>
          <w:b/>
          <w:bCs/>
          <w:sz w:val="28"/>
          <w:szCs w:val="28"/>
        </w:rPr>
        <w:t>Принцип соотношения фигуры и фона</w:t>
      </w:r>
    </w:p>
    <w:p w14:paraId="7F8F054C" w14:textId="23E0464C" w:rsidR="00F90A65" w:rsidRDefault="007950E3" w:rsidP="00F90A65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DF5A0E2" wp14:editId="2EE0B8F0">
            <wp:extent cx="5074920" cy="2854541"/>
            <wp:effectExtent l="0" t="0" r="0" b="3175"/>
            <wp:docPr id="1986075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75288" name="Рисунок 198607528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356" cy="286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92E4" w14:textId="77777777" w:rsidR="00D92621" w:rsidRPr="00D92621" w:rsidRDefault="00D92621" w:rsidP="003A2E43">
      <w:pPr>
        <w:pStyle w:val="a7"/>
        <w:jc w:val="both"/>
        <w:rPr>
          <w:rFonts w:ascii="Times New Roman" w:hAnsi="Times New Roman" w:cs="Times New Roman"/>
          <w:b/>
          <w:sz w:val="28"/>
          <w:szCs w:val="28"/>
        </w:rPr>
        <w:pPrChange w:id="2" w:author="Даниил" w:date="2025-05-02T11:57:00Z" w16du:dateUtc="2025-05-02T08:57:00Z">
          <w:pPr>
            <w:pStyle w:val="a7"/>
          </w:pPr>
        </w:pPrChange>
      </w:pPr>
      <w:r w:rsidRPr="00D92621">
        <w:rPr>
          <w:rFonts w:ascii="Times New Roman" w:hAnsi="Times New Roman" w:cs="Times New Roman"/>
          <w:sz w:val="28"/>
          <w:szCs w:val="28"/>
        </w:rPr>
        <w:t xml:space="preserve">Человеческий глаз, как правило, различает два разных цвета на иллюстрации как передний план и фон. Обычно передний план — это объект большого размера, выделенный другим цветом, на котором пользователь фокусируется в первую очередь. Все остальное — фон. </w:t>
      </w:r>
    </w:p>
    <w:p w14:paraId="358E92D5" w14:textId="31B40B5F" w:rsidR="00D92621" w:rsidRPr="00186216" w:rsidRDefault="00D92621" w:rsidP="003A2E43">
      <w:pPr>
        <w:pStyle w:val="a7"/>
        <w:jc w:val="both"/>
        <w:rPr>
          <w:rFonts w:ascii="Times New Roman" w:hAnsi="Times New Roman" w:cs="Times New Roman"/>
          <w:sz w:val="28"/>
          <w:szCs w:val="28"/>
          <w:rPrChange w:id="3" w:author="Даниил" w:date="2025-04-06T16:06:00Z" w16du:dateUtc="2025-04-06T13:06:00Z">
            <w:rPr>
              <w:rFonts w:ascii="Times New Roman" w:hAnsi="Times New Roman" w:cs="Times New Roman"/>
              <w:sz w:val="28"/>
              <w:szCs w:val="28"/>
              <w:lang w:val="en-US"/>
            </w:rPr>
          </w:rPrChange>
        </w:rPr>
      </w:pPr>
      <w:r w:rsidRPr="00D92621">
        <w:rPr>
          <w:rFonts w:ascii="Times New Roman" w:hAnsi="Times New Roman" w:cs="Times New Roman"/>
          <w:sz w:val="28"/>
          <w:szCs w:val="28"/>
        </w:rPr>
        <w:t>Также человек сначала различает форму целиков, а лишь потом детали; видит формы, которых не существует; одновременно видим все возможные интерпретации двойственного изображения.</w:t>
      </w:r>
    </w:p>
    <w:p w14:paraId="4420AEA6" w14:textId="2F910DE9" w:rsidR="00D92621" w:rsidRPr="00D92621" w:rsidRDefault="00D92621" w:rsidP="00D92621">
      <w:pPr>
        <w:tabs>
          <w:tab w:val="left" w:pos="1134"/>
        </w:tabs>
        <w:spacing w:before="240" w:after="240" w:line="240" w:lineRule="auto"/>
        <w:contextualSpacing/>
        <w:jc w:val="both"/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</w:pPr>
      <w:r w:rsidRPr="00D92621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4. 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14:paraId="049D5AE6" w14:textId="77777777" w:rsidR="00D92621" w:rsidRPr="00D92621" w:rsidRDefault="00D92621" w:rsidP="00D9262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0DBB74" w14:textId="77777777" w:rsidR="002300BB" w:rsidRPr="002300BB" w:rsidRDefault="002300BB" w:rsidP="002300BB">
      <w:pPr>
        <w:numPr>
          <w:ilvl w:val="0"/>
          <w:numId w:val="18"/>
        </w:numPr>
        <w:rPr>
          <w:rFonts w:ascii="Times New Roman" w:hAnsi="Times New Roman" w:cs="Times New Roman"/>
          <w:b/>
          <w:sz w:val="28"/>
          <w:szCs w:val="28"/>
        </w:rPr>
      </w:pPr>
      <w:r w:rsidRPr="002300BB">
        <w:rPr>
          <w:rFonts w:ascii="Times New Roman" w:hAnsi="Times New Roman" w:cs="Times New Roman"/>
          <w:b/>
          <w:bCs/>
          <w:sz w:val="28"/>
          <w:szCs w:val="28"/>
        </w:rPr>
        <w:t>Точка.</w:t>
      </w:r>
    </w:p>
    <w:p w14:paraId="1ADD1806" w14:textId="3C3EE96B" w:rsidR="002300BB" w:rsidRPr="002300BB" w:rsidRDefault="002300BB" w:rsidP="00ED05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300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6D671B" wp14:editId="60DFA00F">
            <wp:extent cx="5940425" cy="2440712"/>
            <wp:effectExtent l="0" t="0" r="3175" b="0"/>
            <wp:docPr id="155925561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5616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F7194" w14:textId="77777777" w:rsidR="002300BB" w:rsidRPr="002300BB" w:rsidRDefault="002300BB" w:rsidP="002300BB">
      <w:pPr>
        <w:numPr>
          <w:ilvl w:val="0"/>
          <w:numId w:val="18"/>
        </w:numPr>
        <w:rPr>
          <w:rFonts w:ascii="Times New Roman" w:hAnsi="Times New Roman" w:cs="Times New Roman"/>
          <w:b/>
          <w:sz w:val="28"/>
          <w:szCs w:val="28"/>
        </w:rPr>
      </w:pPr>
      <w:r w:rsidRPr="002300BB">
        <w:rPr>
          <w:rFonts w:ascii="Times New Roman" w:hAnsi="Times New Roman" w:cs="Times New Roman"/>
          <w:b/>
          <w:sz w:val="28"/>
          <w:szCs w:val="28"/>
        </w:rPr>
        <w:t>Линия.</w:t>
      </w:r>
    </w:p>
    <w:p w14:paraId="32E4F49D" w14:textId="51D53D9A" w:rsidR="002300BB" w:rsidRPr="002300BB" w:rsidRDefault="002300BB" w:rsidP="00ED056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300BB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A195046" wp14:editId="678CAC1E">
            <wp:extent cx="5940425" cy="2358390"/>
            <wp:effectExtent l="0" t="0" r="3175" b="3810"/>
            <wp:docPr id="7420407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2" r="11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8A42" w14:textId="3448220E" w:rsidR="002300BB" w:rsidRPr="002300BB" w:rsidRDefault="00ED0564" w:rsidP="00ED0564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3.  </w:t>
      </w:r>
      <w:r w:rsidR="002300BB" w:rsidRPr="002300BB">
        <w:rPr>
          <w:rFonts w:ascii="Times New Roman" w:hAnsi="Times New Roman" w:cs="Times New Roman"/>
          <w:b/>
          <w:bCs/>
          <w:sz w:val="28"/>
          <w:szCs w:val="28"/>
        </w:rPr>
        <w:t>Расположение.</w:t>
      </w:r>
    </w:p>
    <w:p w14:paraId="0C36F40D" w14:textId="77777777" w:rsidR="002300BB" w:rsidRPr="002300BB" w:rsidRDefault="002300BB" w:rsidP="00ED0564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2300BB">
        <w:rPr>
          <w:rFonts w:ascii="Times New Roman" w:hAnsi="Times New Roman" w:cs="Times New Roman"/>
          <w:b/>
          <w:sz w:val="28"/>
          <w:szCs w:val="28"/>
        </w:rPr>
        <w:t>Симметричное</w:t>
      </w:r>
    </w:p>
    <w:p w14:paraId="333D43AE" w14:textId="691A6B6B" w:rsidR="002300BB" w:rsidRPr="002300BB" w:rsidRDefault="002300BB" w:rsidP="00ED05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300B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829629F" wp14:editId="66C2EE4F">
            <wp:extent cx="5935980" cy="2754646"/>
            <wp:effectExtent l="0" t="0" r="7620" b="7620"/>
            <wp:docPr id="20327026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02603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A4373" w14:textId="77777777" w:rsidR="002300BB" w:rsidRPr="002300BB" w:rsidRDefault="002300BB" w:rsidP="00ED0564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2300BB">
        <w:rPr>
          <w:rFonts w:ascii="Times New Roman" w:hAnsi="Times New Roman" w:cs="Times New Roman"/>
          <w:b/>
          <w:sz w:val="28"/>
          <w:szCs w:val="28"/>
        </w:rPr>
        <w:t>Ассиметричное</w:t>
      </w:r>
    </w:p>
    <w:p w14:paraId="31DA796E" w14:textId="6EF4CE24" w:rsidR="002300BB" w:rsidRPr="002300BB" w:rsidRDefault="002300BB" w:rsidP="00ED05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300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B95BC1" wp14:editId="4E4F32C6">
            <wp:extent cx="5242020" cy="2392680"/>
            <wp:effectExtent l="0" t="0" r="0" b="7620"/>
            <wp:docPr id="26901669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16697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0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44F5" w14:textId="77777777" w:rsidR="002300BB" w:rsidRPr="002300BB" w:rsidRDefault="002300BB" w:rsidP="002300BB">
      <w:pPr>
        <w:rPr>
          <w:rFonts w:ascii="Times New Roman" w:hAnsi="Times New Roman" w:cs="Times New Roman"/>
          <w:b/>
          <w:sz w:val="28"/>
          <w:szCs w:val="28"/>
        </w:rPr>
      </w:pPr>
      <w:r w:rsidRPr="002300B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56F363C" w14:textId="2DA02D49" w:rsidR="002300BB" w:rsidRPr="002300BB" w:rsidRDefault="00FA6150">
      <w:pPr>
        <w:rPr>
          <w:rFonts w:ascii="Times New Roman" w:hAnsi="Times New Roman" w:cs="Times New Roman"/>
          <w:b/>
          <w:sz w:val="28"/>
          <w:szCs w:val="28"/>
        </w:rPr>
        <w:pPrChange w:id="4" w:author="Даниил" w:date="2025-04-06T16:16:00Z" w16du:dateUtc="2025-04-06T13:16:00Z">
          <w:pPr>
            <w:numPr>
              <w:numId w:val="18"/>
            </w:numPr>
            <w:ind w:left="720" w:hanging="360"/>
          </w:pPr>
        </w:pPrChange>
      </w:pPr>
      <w:ins w:id="5" w:author="Даниил" w:date="2025-04-06T16:16:00Z" w16du:dateUtc="2025-04-06T13:16:00Z">
        <w:r>
          <w:rPr>
            <w:rFonts w:ascii="Times New Roman" w:hAnsi="Times New Roman" w:cs="Times New Roman"/>
            <w:b/>
            <w:sz w:val="28"/>
            <w:szCs w:val="28"/>
          </w:rPr>
          <w:lastRenderedPageBreak/>
          <w:t xml:space="preserve">4. </w:t>
        </w:r>
      </w:ins>
      <w:r w:rsidR="002300BB" w:rsidRPr="002300BB">
        <w:rPr>
          <w:rFonts w:ascii="Times New Roman" w:hAnsi="Times New Roman" w:cs="Times New Roman"/>
          <w:b/>
          <w:sz w:val="28"/>
          <w:szCs w:val="28"/>
        </w:rPr>
        <w:t>Форма.</w:t>
      </w:r>
    </w:p>
    <w:p w14:paraId="16805D5D" w14:textId="1602CE86" w:rsidR="002300BB" w:rsidRDefault="002300BB" w:rsidP="00ED0564">
      <w:pPr>
        <w:jc w:val="center"/>
        <w:rPr>
          <w:ins w:id="6" w:author="Даниил" w:date="2025-04-06T16:06:00Z" w16du:dateUtc="2025-04-06T13:06:00Z"/>
          <w:rFonts w:ascii="Times New Roman" w:hAnsi="Times New Roman" w:cs="Times New Roman"/>
          <w:b/>
          <w:sz w:val="28"/>
          <w:szCs w:val="28"/>
        </w:rPr>
      </w:pPr>
      <w:r w:rsidRPr="002300B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001EDD4" wp14:editId="4FFA4FB6">
            <wp:extent cx="4566586" cy="5859780"/>
            <wp:effectExtent l="0" t="0" r="5715" b="7620"/>
            <wp:docPr id="194360468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0468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586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256D4" w14:textId="77777777" w:rsidR="00E2209C" w:rsidRDefault="00E2209C" w:rsidP="00E2209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347952A" w14:textId="4DA09BC6" w:rsidR="009738B2" w:rsidDel="00E2209C" w:rsidRDefault="00E2209C" w:rsidP="00E2209C">
      <w:pPr>
        <w:rPr>
          <w:del w:id="7" w:author="Даниил" w:date="2025-04-06T16:07:00Z" w16du:dateUtc="2025-04-06T13:07:00Z"/>
          <w:rFonts w:ascii="Times New Roman" w:hAnsi="Times New Roman" w:cs="Times New Roman"/>
          <w:b/>
          <w:sz w:val="28"/>
          <w:szCs w:val="28"/>
        </w:rPr>
      </w:pPr>
      <w:ins w:id="8" w:author="Даниил" w:date="2025-04-06T16:07:00Z" w16du:dateUtc="2025-04-06T13:07:00Z">
        <w:r>
          <w:rPr>
            <w:rFonts w:ascii="Times New Roman" w:hAnsi="Times New Roman" w:cs="Times New Roman"/>
            <w:b/>
            <w:sz w:val="28"/>
            <w:szCs w:val="28"/>
          </w:rPr>
          <w:t>1. Единство</w:t>
        </w:r>
      </w:ins>
    </w:p>
    <w:p w14:paraId="7E2C4CAE" w14:textId="77777777" w:rsidR="00E2209C" w:rsidRDefault="00E2209C" w:rsidP="00E2209C">
      <w:pPr>
        <w:rPr>
          <w:ins w:id="9" w:author="Даниил" w:date="2025-04-06T16:07:00Z" w16du:dateUtc="2025-04-06T13:07:00Z"/>
          <w:rFonts w:ascii="Times New Roman" w:hAnsi="Times New Roman" w:cs="Times New Roman"/>
          <w:b/>
          <w:sz w:val="28"/>
          <w:szCs w:val="28"/>
        </w:rPr>
      </w:pPr>
    </w:p>
    <w:p w14:paraId="14DFF467" w14:textId="3FAFF1DB" w:rsidR="00E2209C" w:rsidRDefault="00FA6150">
      <w:pPr>
        <w:jc w:val="center"/>
        <w:rPr>
          <w:ins w:id="10" w:author="Даниил" w:date="2025-04-06T16:07:00Z" w16du:dateUtc="2025-04-06T13:07:00Z"/>
          <w:rFonts w:ascii="Times New Roman" w:hAnsi="Times New Roman" w:cs="Times New Roman"/>
          <w:b/>
          <w:sz w:val="28"/>
          <w:szCs w:val="28"/>
        </w:rPr>
        <w:pPrChange w:id="11" w:author="Даниил" w:date="2025-04-06T16:16:00Z" w16du:dateUtc="2025-04-06T13:16:00Z">
          <w:pPr/>
        </w:pPrChange>
      </w:pPr>
      <w:ins w:id="12" w:author="Даниил" w:date="2025-04-06T16:16:00Z" w16du:dateUtc="2025-04-06T13:16:00Z">
        <w:r w:rsidRPr="00FA6150">
          <w:rPr>
            <w:rFonts w:ascii="Times New Roman" w:hAnsi="Times New Roman" w:cs="Times New Roman"/>
            <w:b/>
            <w:noProof/>
            <w:sz w:val="28"/>
            <w:szCs w:val="28"/>
          </w:rPr>
          <w:drawing>
            <wp:inline distT="0" distB="0" distL="0" distR="0" wp14:anchorId="5BDE32A0" wp14:editId="54DB7713">
              <wp:extent cx="4846320" cy="2224489"/>
              <wp:effectExtent l="19050" t="19050" r="11430" b="23495"/>
              <wp:docPr id="1628555720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28555720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53091" cy="2227597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45BD5B44" w14:textId="22C19B1E" w:rsidR="00E2209C" w:rsidRDefault="00E2209C" w:rsidP="00E2209C">
      <w:pPr>
        <w:rPr>
          <w:ins w:id="13" w:author="Даниил" w:date="2025-04-06T16:14:00Z" w16du:dateUtc="2025-04-06T13:14:00Z"/>
          <w:rFonts w:ascii="Times New Roman" w:hAnsi="Times New Roman" w:cs="Times New Roman"/>
          <w:b/>
          <w:sz w:val="28"/>
          <w:szCs w:val="28"/>
        </w:rPr>
      </w:pPr>
      <w:ins w:id="14" w:author="Даниил" w:date="2025-04-06T16:07:00Z" w16du:dateUtc="2025-04-06T13:07:00Z">
        <w:r>
          <w:rPr>
            <w:rFonts w:ascii="Times New Roman" w:hAnsi="Times New Roman" w:cs="Times New Roman"/>
            <w:b/>
            <w:sz w:val="28"/>
            <w:szCs w:val="28"/>
          </w:rPr>
          <w:lastRenderedPageBreak/>
          <w:t>2.Соподчинение</w:t>
        </w:r>
      </w:ins>
    </w:p>
    <w:p w14:paraId="3A66846B" w14:textId="58D97841" w:rsidR="00FA6150" w:rsidRDefault="00FA6150">
      <w:pPr>
        <w:jc w:val="center"/>
        <w:rPr>
          <w:ins w:id="15" w:author="Даниил" w:date="2025-04-06T16:07:00Z" w16du:dateUtc="2025-04-06T13:07:00Z"/>
          <w:rFonts w:ascii="Times New Roman" w:hAnsi="Times New Roman" w:cs="Times New Roman"/>
          <w:b/>
          <w:sz w:val="28"/>
          <w:szCs w:val="28"/>
        </w:rPr>
        <w:pPrChange w:id="16" w:author="Даниил" w:date="2025-04-06T16:16:00Z" w16du:dateUtc="2025-04-06T13:16:00Z">
          <w:pPr/>
        </w:pPrChange>
      </w:pPr>
      <w:ins w:id="17" w:author="Даниил" w:date="2025-04-06T16:14:00Z" w16du:dateUtc="2025-04-06T13:14:00Z">
        <w:r w:rsidRPr="00FA6150">
          <w:rPr>
            <w:rFonts w:ascii="Times New Roman" w:hAnsi="Times New Roman" w:cs="Times New Roman"/>
            <w:b/>
            <w:noProof/>
            <w:sz w:val="28"/>
            <w:szCs w:val="28"/>
          </w:rPr>
          <w:drawing>
            <wp:inline distT="0" distB="0" distL="0" distR="0" wp14:anchorId="29E72B42" wp14:editId="0B907DBA">
              <wp:extent cx="5940425" cy="2798445"/>
              <wp:effectExtent l="19050" t="19050" r="22225" b="20955"/>
              <wp:docPr id="1043073001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4307300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798445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4ED1EF32" w14:textId="7AC451D2" w:rsidR="00E2209C" w:rsidRDefault="00E2209C" w:rsidP="00E2209C">
      <w:pPr>
        <w:rPr>
          <w:ins w:id="18" w:author="Даниил" w:date="2025-04-06T16:14:00Z" w16du:dateUtc="2025-04-06T13:14:00Z"/>
          <w:rFonts w:ascii="Times New Roman" w:hAnsi="Times New Roman" w:cs="Times New Roman"/>
          <w:b/>
          <w:sz w:val="28"/>
          <w:szCs w:val="28"/>
        </w:rPr>
      </w:pPr>
      <w:ins w:id="19" w:author="Даниил" w:date="2025-04-06T16:07:00Z" w16du:dateUtc="2025-04-06T13:07:00Z">
        <w:r>
          <w:rPr>
            <w:rFonts w:ascii="Times New Roman" w:hAnsi="Times New Roman" w:cs="Times New Roman"/>
            <w:b/>
            <w:sz w:val="28"/>
            <w:szCs w:val="28"/>
          </w:rPr>
          <w:t>3.Равновесие</w:t>
        </w:r>
      </w:ins>
    </w:p>
    <w:p w14:paraId="552C786C" w14:textId="4BD4EAF8" w:rsidR="00FA6150" w:rsidRPr="00E2209C" w:rsidRDefault="00FA6150" w:rsidP="00FA6150">
      <w:pPr>
        <w:jc w:val="center"/>
        <w:rPr>
          <w:ins w:id="20" w:author="Даниил" w:date="2025-04-06T16:07:00Z" w16du:dateUtc="2025-04-06T13:07:00Z"/>
          <w:rFonts w:ascii="Times New Roman" w:hAnsi="Times New Roman" w:cs="Times New Roman"/>
          <w:b/>
          <w:sz w:val="28"/>
          <w:szCs w:val="28"/>
          <w:rPrChange w:id="21" w:author="Даниил" w:date="2025-04-06T16:07:00Z" w16du:dateUtc="2025-04-06T13:07:00Z">
            <w:rPr>
              <w:ins w:id="22" w:author="Даниил" w:date="2025-04-06T16:07:00Z" w16du:dateUtc="2025-04-06T13:07:00Z"/>
            </w:rPr>
          </w:rPrChange>
        </w:rPr>
      </w:pPr>
      <w:ins w:id="23" w:author="Даниил" w:date="2025-04-06T16:14:00Z" w16du:dateUtc="2025-04-06T13:14:00Z">
        <w:r w:rsidRPr="00FA6150">
          <w:rPr>
            <w:rFonts w:ascii="Times New Roman" w:hAnsi="Times New Roman" w:cs="Times New Roman"/>
            <w:b/>
            <w:noProof/>
            <w:sz w:val="28"/>
            <w:szCs w:val="28"/>
          </w:rPr>
          <w:drawing>
            <wp:inline distT="0" distB="0" distL="0" distR="0" wp14:anchorId="424708EE" wp14:editId="57FF6F13">
              <wp:extent cx="5940425" cy="2676525"/>
              <wp:effectExtent l="19050" t="19050" r="22225" b="28575"/>
              <wp:docPr id="1434299621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3429962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676525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5AD7233A" w14:textId="421E314A" w:rsidR="009738B2" w:rsidRPr="00724D8D" w:rsidRDefault="009738B2" w:rsidP="00E2209C"/>
    <w:sectPr w:rsidR="009738B2" w:rsidRPr="00724D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0F5B78" w14:textId="77777777" w:rsidR="008C411F" w:rsidRDefault="008C411F" w:rsidP="001D3736">
      <w:pPr>
        <w:spacing w:after="0" w:line="240" w:lineRule="auto"/>
      </w:pPr>
      <w:r>
        <w:separator/>
      </w:r>
    </w:p>
  </w:endnote>
  <w:endnote w:type="continuationSeparator" w:id="0">
    <w:p w14:paraId="004C3D99" w14:textId="77777777" w:rsidR="008C411F" w:rsidRDefault="008C411F" w:rsidP="001D37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2FE490" w14:textId="77777777" w:rsidR="008C411F" w:rsidRDefault="008C411F" w:rsidP="001D3736">
      <w:pPr>
        <w:spacing w:after="0" w:line="240" w:lineRule="auto"/>
      </w:pPr>
      <w:r>
        <w:separator/>
      </w:r>
    </w:p>
  </w:footnote>
  <w:footnote w:type="continuationSeparator" w:id="0">
    <w:p w14:paraId="3D05244D" w14:textId="77777777" w:rsidR="008C411F" w:rsidRDefault="008C411F" w:rsidP="001D37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9D2466"/>
    <w:multiLevelType w:val="multilevel"/>
    <w:tmpl w:val="16645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956416"/>
    <w:multiLevelType w:val="multilevel"/>
    <w:tmpl w:val="B6EAB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1F4680"/>
    <w:multiLevelType w:val="multilevel"/>
    <w:tmpl w:val="DEAC2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9A73EC"/>
    <w:multiLevelType w:val="hybridMultilevel"/>
    <w:tmpl w:val="74DED7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6450E4"/>
    <w:multiLevelType w:val="hybridMultilevel"/>
    <w:tmpl w:val="23C25306"/>
    <w:lvl w:ilvl="0" w:tplc="C67E6922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2933B2"/>
    <w:multiLevelType w:val="multilevel"/>
    <w:tmpl w:val="FE222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A55933"/>
    <w:multiLevelType w:val="hybridMultilevel"/>
    <w:tmpl w:val="614035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BD6EA4"/>
    <w:multiLevelType w:val="multilevel"/>
    <w:tmpl w:val="C43E2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7671B5"/>
    <w:multiLevelType w:val="multilevel"/>
    <w:tmpl w:val="E816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811D1C"/>
    <w:multiLevelType w:val="hybridMultilevel"/>
    <w:tmpl w:val="193423D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455C3D"/>
    <w:multiLevelType w:val="multilevel"/>
    <w:tmpl w:val="9626C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A63C06"/>
    <w:multiLevelType w:val="multilevel"/>
    <w:tmpl w:val="FB8E0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58F08DE"/>
    <w:multiLevelType w:val="multilevel"/>
    <w:tmpl w:val="D292E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215354"/>
    <w:multiLevelType w:val="multilevel"/>
    <w:tmpl w:val="FEE89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A445A09"/>
    <w:multiLevelType w:val="multilevel"/>
    <w:tmpl w:val="93E41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ADC15A3"/>
    <w:multiLevelType w:val="multilevel"/>
    <w:tmpl w:val="82B4C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DE47204"/>
    <w:multiLevelType w:val="multilevel"/>
    <w:tmpl w:val="81B0A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342559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122600329">
    <w:abstractNumId w:val="9"/>
  </w:num>
  <w:num w:numId="3" w16cid:durableId="656303716">
    <w:abstractNumId w:val="17"/>
  </w:num>
  <w:num w:numId="4" w16cid:durableId="600797434">
    <w:abstractNumId w:val="14"/>
  </w:num>
  <w:num w:numId="5" w16cid:durableId="141628955">
    <w:abstractNumId w:val="16"/>
  </w:num>
  <w:num w:numId="6" w16cid:durableId="2129736730">
    <w:abstractNumId w:val="11"/>
  </w:num>
  <w:num w:numId="7" w16cid:durableId="1488207329">
    <w:abstractNumId w:val="15"/>
  </w:num>
  <w:num w:numId="8" w16cid:durableId="146746004">
    <w:abstractNumId w:val="0"/>
  </w:num>
  <w:num w:numId="9" w16cid:durableId="1485319698">
    <w:abstractNumId w:val="5"/>
  </w:num>
  <w:num w:numId="10" w16cid:durableId="470640601">
    <w:abstractNumId w:val="2"/>
  </w:num>
  <w:num w:numId="11" w16cid:durableId="486290443">
    <w:abstractNumId w:val="7"/>
  </w:num>
  <w:num w:numId="12" w16cid:durableId="870580395">
    <w:abstractNumId w:val="8"/>
  </w:num>
  <w:num w:numId="13" w16cid:durableId="896938267">
    <w:abstractNumId w:val="13"/>
  </w:num>
  <w:num w:numId="14" w16cid:durableId="47850096">
    <w:abstractNumId w:val="1"/>
  </w:num>
  <w:num w:numId="15" w16cid:durableId="1529414679">
    <w:abstractNumId w:val="10"/>
  </w:num>
  <w:num w:numId="16" w16cid:durableId="191897695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3801565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1550329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Даниил">
    <w15:presenceInfo w15:providerId="None" w15:userId="Даниил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ED2"/>
    <w:rsid w:val="00010D6E"/>
    <w:rsid w:val="00054ED2"/>
    <w:rsid w:val="00063FAA"/>
    <w:rsid w:val="00151B21"/>
    <w:rsid w:val="00186216"/>
    <w:rsid w:val="001877CF"/>
    <w:rsid w:val="0019180C"/>
    <w:rsid w:val="001D3736"/>
    <w:rsid w:val="001E35A8"/>
    <w:rsid w:val="001F16C0"/>
    <w:rsid w:val="002300BB"/>
    <w:rsid w:val="00350519"/>
    <w:rsid w:val="003A2E43"/>
    <w:rsid w:val="004C1B9C"/>
    <w:rsid w:val="004C5397"/>
    <w:rsid w:val="004C5C3A"/>
    <w:rsid w:val="004F1CA5"/>
    <w:rsid w:val="00566BAF"/>
    <w:rsid w:val="005F3AE5"/>
    <w:rsid w:val="00633241"/>
    <w:rsid w:val="00680E35"/>
    <w:rsid w:val="0070366A"/>
    <w:rsid w:val="00712FCE"/>
    <w:rsid w:val="00713213"/>
    <w:rsid w:val="00724D8D"/>
    <w:rsid w:val="007752DD"/>
    <w:rsid w:val="007950E3"/>
    <w:rsid w:val="008214A1"/>
    <w:rsid w:val="008625C3"/>
    <w:rsid w:val="008B494D"/>
    <w:rsid w:val="008C411F"/>
    <w:rsid w:val="00912ED2"/>
    <w:rsid w:val="00942C5F"/>
    <w:rsid w:val="009601DB"/>
    <w:rsid w:val="009738B2"/>
    <w:rsid w:val="009B5795"/>
    <w:rsid w:val="00A035D2"/>
    <w:rsid w:val="00A64F0F"/>
    <w:rsid w:val="00AA0DEC"/>
    <w:rsid w:val="00B13789"/>
    <w:rsid w:val="00B376D2"/>
    <w:rsid w:val="00B67CEE"/>
    <w:rsid w:val="00C715B4"/>
    <w:rsid w:val="00CF710E"/>
    <w:rsid w:val="00D41B50"/>
    <w:rsid w:val="00D438E6"/>
    <w:rsid w:val="00D739FD"/>
    <w:rsid w:val="00D92621"/>
    <w:rsid w:val="00E046BF"/>
    <w:rsid w:val="00E2209C"/>
    <w:rsid w:val="00E46411"/>
    <w:rsid w:val="00E76BFA"/>
    <w:rsid w:val="00ED0564"/>
    <w:rsid w:val="00EF5937"/>
    <w:rsid w:val="00F51B47"/>
    <w:rsid w:val="00F90A65"/>
    <w:rsid w:val="00F96B95"/>
    <w:rsid w:val="00FA6150"/>
    <w:rsid w:val="00FB1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A23BB"/>
  <w15:chartTrackingRefBased/>
  <w15:docId w15:val="{B082815B-F446-4C55-8FC3-43FB42DAF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3213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054E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54E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54ED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4E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54ED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54E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54E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54E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54E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4ED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54E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54ED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54ED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54ED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54ED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54ED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54ED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54ED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54E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54E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54E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54E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54E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54ED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54ED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54ED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54ED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54ED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54ED2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1D37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D3736"/>
    <w:rPr>
      <w:lang w:val="ru-RU"/>
    </w:rPr>
  </w:style>
  <w:style w:type="paragraph" w:styleId="ae">
    <w:name w:val="footer"/>
    <w:basedOn w:val="a"/>
    <w:link w:val="af"/>
    <w:uiPriority w:val="99"/>
    <w:unhideWhenUsed/>
    <w:rsid w:val="001D37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D3736"/>
    <w:rPr>
      <w:lang w:val="ru-RU"/>
    </w:rPr>
  </w:style>
  <w:style w:type="paragraph" w:styleId="af0">
    <w:name w:val="Revision"/>
    <w:hidden/>
    <w:uiPriority w:val="99"/>
    <w:semiHidden/>
    <w:rsid w:val="009738B2"/>
    <w:pPr>
      <w:spacing w:after="0" w:line="240" w:lineRule="auto"/>
    </w:pPr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2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0DE4BF-567E-4BF8-A00A-D787F5A32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11</Pages>
  <Words>697</Words>
  <Characters>3976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</dc:creator>
  <cp:keywords/>
  <dc:description/>
  <cp:lastModifiedBy>Даниил</cp:lastModifiedBy>
  <cp:revision>48</cp:revision>
  <dcterms:created xsi:type="dcterms:W3CDTF">2025-04-06T09:34:00Z</dcterms:created>
  <dcterms:modified xsi:type="dcterms:W3CDTF">2025-05-02T08:58:00Z</dcterms:modified>
</cp:coreProperties>
</file>